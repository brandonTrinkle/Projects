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70BC1" w14:textId="77777777" w:rsidR="002C79E6" w:rsidRDefault="002C79E6" w:rsidP="002C79E6"/>
    <w:p w14:paraId="569A960C" w14:textId="77777777" w:rsidR="002C79E6" w:rsidRDefault="002C79E6" w:rsidP="002C79E6"/>
    <w:p w14:paraId="037B2746" w14:textId="77777777" w:rsidR="002C79E6" w:rsidRDefault="002C79E6" w:rsidP="002C79E6"/>
    <w:p w14:paraId="269E64E6" w14:textId="77777777" w:rsidR="002C79E6" w:rsidRDefault="002C79E6" w:rsidP="002C79E6"/>
    <w:p w14:paraId="25919570" w14:textId="77777777" w:rsidR="002C79E6" w:rsidRDefault="002C79E6" w:rsidP="002C79E6"/>
    <w:p w14:paraId="5D1EA0E9" w14:textId="308B7987" w:rsidR="6A36C4BF" w:rsidRPr="00B863FB" w:rsidRDefault="00D82F31" w:rsidP="00B863FB">
      <w:pPr>
        <w:pStyle w:val="Title"/>
      </w:pPr>
      <w:r>
        <w:t xml:space="preserve">Lab </w:t>
      </w:r>
      <w:r w:rsidR="00DD44BB">
        <w:t>8</w:t>
      </w:r>
    </w:p>
    <w:p w14:paraId="7B0FDF76" w14:textId="0C9C921C" w:rsidR="201D26C8" w:rsidRPr="00D82F31" w:rsidRDefault="201D26C8" w:rsidP="00D82F31"/>
    <w:p w14:paraId="2AFCA363" w14:textId="3DFDF9B3" w:rsidR="00A417C1" w:rsidRDefault="00D82F31" w:rsidP="002C79E6">
      <w:pPr>
        <w:pStyle w:val="Subtitle"/>
      </w:pPr>
      <w:r>
        <w:t>Brandon Trinkle</w:t>
      </w:r>
    </w:p>
    <w:p w14:paraId="3914C7A2" w14:textId="1E9593FA" w:rsidR="002C79E6" w:rsidRDefault="00D82F31" w:rsidP="002C79E6">
      <w:pPr>
        <w:pStyle w:val="Subtitle"/>
      </w:pPr>
      <w:r>
        <w:t>Arizona State University</w:t>
      </w:r>
    </w:p>
    <w:p w14:paraId="6D3B744E" w14:textId="63427068" w:rsidR="002C79E6" w:rsidRDefault="00AC2FF0" w:rsidP="002C79E6">
      <w:pPr>
        <w:pStyle w:val="Subtitle"/>
      </w:pPr>
      <w:sdt>
        <w:sdtPr>
          <w:id w:val="-568883333"/>
          <w:placeholder>
            <w:docPart w:val="A26702A642594622804F5F181FA26FEE"/>
          </w:placeholder>
          <w:temporary/>
          <w:showingPlcHdr/>
          <w15:appearance w15:val="hidden"/>
        </w:sdtPr>
        <w:sdtEndPr/>
        <w:sdtContent>
          <w:r w:rsidR="002C79E6" w:rsidRPr="3236C9DF">
            <w:t>Course Number</w:t>
          </w:r>
          <w:r w:rsidR="002C79E6">
            <w:t>:</w:t>
          </w:r>
        </w:sdtContent>
      </w:sdt>
      <w:r w:rsidR="002C79E6">
        <w:t xml:space="preserve"> </w:t>
      </w:r>
      <w:r w:rsidR="00D82F31">
        <w:t>IFT 200</w:t>
      </w:r>
    </w:p>
    <w:p w14:paraId="1CE9C81A" w14:textId="6BE9E01E" w:rsidR="002C79E6" w:rsidRDefault="00D82F31" w:rsidP="002C79E6">
      <w:pPr>
        <w:pStyle w:val="Subtitle"/>
      </w:pPr>
      <w:r>
        <w:t>Professor Nikita Goel</w:t>
      </w:r>
    </w:p>
    <w:p w14:paraId="4FAE5959" w14:textId="7A27AC3F" w:rsidR="201D26C8" w:rsidRDefault="00230543" w:rsidP="002C79E6">
      <w:pPr>
        <w:pStyle w:val="Subtitle"/>
      </w:pPr>
      <w:r>
        <w:t>2/</w:t>
      </w:r>
      <w:r w:rsidR="00220DBE">
        <w:t>1</w:t>
      </w:r>
      <w:r w:rsidR="003C702D">
        <w:t>8</w:t>
      </w:r>
      <w:r w:rsidR="00D82F31">
        <w:t>/2024</w:t>
      </w:r>
    </w:p>
    <w:p w14:paraId="6EA6853E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05529A88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4CFF0263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6E0B6588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4642FCE1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12EC21ED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07DE40F1" w14:textId="77777777" w:rsidR="201D26C8" w:rsidRDefault="201D26C8" w:rsidP="014CA2B6">
      <w:pPr>
        <w:pStyle w:val="Title2"/>
        <w:rPr>
          <w:rFonts w:ascii="Calibri" w:eastAsia="Calibri" w:hAnsi="Calibri" w:cs="Calibri"/>
          <w:szCs w:val="22"/>
        </w:rPr>
      </w:pPr>
    </w:p>
    <w:p w14:paraId="746E07BC" w14:textId="77777777" w:rsidR="000D4642" w:rsidRDefault="000D4642">
      <w:pPr>
        <w:rPr>
          <w:rFonts w:ascii="Calibri" w:eastAsia="Calibri" w:hAnsi="Calibri" w:cs="Calibri"/>
          <w:szCs w:val="22"/>
        </w:rPr>
      </w:pPr>
      <w:r>
        <w:rPr>
          <w:rFonts w:ascii="Calibri" w:eastAsia="Calibri" w:hAnsi="Calibri" w:cs="Calibri"/>
          <w:szCs w:val="22"/>
        </w:rPr>
        <w:br w:type="page"/>
      </w:r>
    </w:p>
    <w:p w14:paraId="5CA655D2" w14:textId="3C223311" w:rsidR="005461A4" w:rsidRDefault="005461A4" w:rsidP="00D33F8C">
      <w:pPr>
        <w:pStyle w:val="SectionTitle"/>
      </w:pPr>
      <w:r>
        <w:lastRenderedPageBreak/>
        <w:t>Reflection</w:t>
      </w:r>
    </w:p>
    <w:p w14:paraId="499720A1" w14:textId="77777777" w:rsidR="005461A4" w:rsidRPr="005461A4" w:rsidRDefault="009232F3" w:rsidP="005461A4">
      <w:pPr>
        <w:rPr>
          <w:del w:id="0" w:author="Author"/>
        </w:rPr>
      </w:pPr>
      <w:del w:id="1" w:author="Author">
        <w:r>
          <w:delText xml:space="preserve">In this lab we </w:delText>
        </w:r>
        <w:r w:rsidR="009B02AA">
          <w:delText xml:space="preserve">learned about creating reports.  Creating reports will be useful in </w:delText>
        </w:r>
        <w:r w:rsidR="00F5318C">
          <w:delText xml:space="preserve">sending database reports that show the different relationships.  What I found most intriguing was the signature block.  I would use this as an approval </w:delText>
        </w:r>
        <w:r w:rsidR="009E5E02">
          <w:delText xml:space="preserve">from a manager to approve the database schemas, relationships and structure. </w:delText>
        </w:r>
      </w:del>
    </w:p>
    <w:p w14:paraId="3B842D0D" w14:textId="61F29379" w:rsidR="005461A4" w:rsidRPr="005461A4" w:rsidRDefault="009232F3" w:rsidP="005461A4">
      <w:pPr>
        <w:rPr>
          <w:ins w:id="2" w:author="Author"/>
        </w:rPr>
      </w:pPr>
      <w:ins w:id="3" w:author="Author">
        <w:r>
          <w:t xml:space="preserve">In this lab we </w:t>
        </w:r>
        <w:r w:rsidR="009B02AA">
          <w:t xml:space="preserve">learned </w:t>
        </w:r>
        <w:r w:rsidR="00D47585">
          <w:t>different shortcuts and formatting options.  These will be useful to have a human readable diagram of the schema we have created.</w:t>
        </w:r>
      </w:ins>
    </w:p>
    <w:p w14:paraId="0BF6EA1D" w14:textId="3924D02F" w:rsidR="00160D5C" w:rsidRDefault="00D82F31" w:rsidP="00DD44BB">
      <w:pPr>
        <w:pStyle w:val="SectionTitle"/>
      </w:pPr>
      <w:r>
        <w:lastRenderedPageBreak/>
        <w:t>Screenshots of completed la</w:t>
      </w:r>
      <w:r w:rsidR="00D33F8C">
        <w:t>b</w:t>
      </w:r>
    </w:p>
    <w:p w14:paraId="4795BC81" w14:textId="54536434" w:rsidR="00833593" w:rsidRDefault="00833593" w:rsidP="00543029">
      <w:pPr>
        <w:ind w:firstLine="0"/>
      </w:pPr>
    </w:p>
    <w:p w14:paraId="5834F7C2" w14:textId="6B980E25" w:rsidR="00833593" w:rsidRDefault="00D82AFB" w:rsidP="00543029">
      <w:pPr>
        <w:ind w:firstLine="0"/>
      </w:pPr>
      <w:r w:rsidRPr="00D82AFB">
        <w:rPr>
          <w:noProof/>
        </w:rPr>
        <w:drawing>
          <wp:inline distT="0" distB="0" distL="0" distR="0" wp14:anchorId="436389D1" wp14:editId="01557245">
            <wp:extent cx="5943600" cy="3529330"/>
            <wp:effectExtent l="0" t="0" r="0" b="0"/>
            <wp:docPr id="47987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768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3C9B" w14:textId="02CB572E" w:rsidR="00BC0006" w:rsidRDefault="00BC0006" w:rsidP="00543029">
      <w:pPr>
        <w:ind w:firstLine="0"/>
      </w:pPr>
      <w:r w:rsidRPr="00BC0006">
        <w:rPr>
          <w:noProof/>
        </w:rPr>
        <w:drawing>
          <wp:inline distT="0" distB="0" distL="0" distR="0" wp14:anchorId="4DDC2B78" wp14:editId="5B6CBE50">
            <wp:extent cx="5943600" cy="3535045"/>
            <wp:effectExtent l="0" t="0" r="0" b="8255"/>
            <wp:docPr id="49052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205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26BB" w14:textId="6E6D44F7" w:rsidR="003B5ECA" w:rsidRDefault="003B5ECA" w:rsidP="00543029">
      <w:pPr>
        <w:ind w:firstLine="0"/>
      </w:pPr>
      <w:r w:rsidRPr="003B5ECA">
        <w:rPr>
          <w:noProof/>
        </w:rPr>
        <w:lastRenderedPageBreak/>
        <w:drawing>
          <wp:inline distT="0" distB="0" distL="0" distR="0" wp14:anchorId="70FB9C0F" wp14:editId="52134684">
            <wp:extent cx="5943600" cy="3529330"/>
            <wp:effectExtent l="0" t="0" r="0" b="0"/>
            <wp:docPr id="2016396682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6682" name="Picture 1" descr="A computer screen shot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074B" w14:textId="0745A1F9" w:rsidR="002B5FE0" w:rsidRDefault="002B5FE0" w:rsidP="00543029">
      <w:pPr>
        <w:ind w:firstLine="0"/>
      </w:pPr>
      <w:r w:rsidRPr="002B5FE0">
        <w:rPr>
          <w:noProof/>
        </w:rPr>
        <w:drawing>
          <wp:inline distT="0" distB="0" distL="0" distR="0" wp14:anchorId="15638BE0" wp14:editId="648B8EB1">
            <wp:extent cx="5943600" cy="3529330"/>
            <wp:effectExtent l="0" t="0" r="0" b="0"/>
            <wp:docPr id="171677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639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6623" w14:textId="4F549C86" w:rsidR="002B5FE0" w:rsidRDefault="00FA25FF" w:rsidP="00543029">
      <w:pPr>
        <w:ind w:firstLine="0"/>
      </w:pPr>
      <w:r w:rsidRPr="00FA25FF">
        <w:rPr>
          <w:noProof/>
        </w:rPr>
        <w:lastRenderedPageBreak/>
        <w:drawing>
          <wp:inline distT="0" distB="0" distL="0" distR="0" wp14:anchorId="7C059C9D" wp14:editId="435A3A44">
            <wp:extent cx="5943600" cy="3522980"/>
            <wp:effectExtent l="0" t="0" r="0" b="1270"/>
            <wp:docPr id="935521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215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3280" w14:textId="0F0EA5DA" w:rsidR="00FA25FF" w:rsidRDefault="006F20FC" w:rsidP="00543029">
      <w:pPr>
        <w:ind w:firstLine="0"/>
      </w:pPr>
      <w:r w:rsidRPr="006F20FC">
        <w:rPr>
          <w:noProof/>
        </w:rPr>
        <w:drawing>
          <wp:inline distT="0" distB="0" distL="0" distR="0" wp14:anchorId="3FFD6061" wp14:editId="7ACC297A">
            <wp:extent cx="5943600" cy="3522980"/>
            <wp:effectExtent l="0" t="0" r="0" b="1270"/>
            <wp:docPr id="168937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734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5C87" w14:textId="40BB7E28" w:rsidR="006F20FC" w:rsidRDefault="00AC75D9" w:rsidP="00543029">
      <w:pPr>
        <w:ind w:firstLine="0"/>
      </w:pPr>
      <w:r w:rsidRPr="00AC75D9">
        <w:rPr>
          <w:noProof/>
        </w:rPr>
        <w:lastRenderedPageBreak/>
        <w:drawing>
          <wp:inline distT="0" distB="0" distL="0" distR="0" wp14:anchorId="73E38F28" wp14:editId="61FF552F">
            <wp:extent cx="5943600" cy="3529330"/>
            <wp:effectExtent l="0" t="0" r="0" b="0"/>
            <wp:docPr id="41660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010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E1A1" w14:textId="5135962E" w:rsidR="00AC75D9" w:rsidRDefault="00A26148" w:rsidP="00543029">
      <w:pPr>
        <w:ind w:firstLine="0"/>
      </w:pPr>
      <w:r w:rsidRPr="00A26148">
        <w:rPr>
          <w:noProof/>
        </w:rPr>
        <w:drawing>
          <wp:inline distT="0" distB="0" distL="0" distR="0" wp14:anchorId="0FCF4CBD" wp14:editId="11B73084">
            <wp:extent cx="5943600" cy="3535045"/>
            <wp:effectExtent l="0" t="0" r="0" b="8255"/>
            <wp:docPr id="1370548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85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A361" w14:textId="0FA3931F" w:rsidR="00A26148" w:rsidRDefault="009F251A" w:rsidP="00543029">
      <w:pPr>
        <w:ind w:firstLine="0"/>
      </w:pPr>
      <w:r w:rsidRPr="009F251A">
        <w:rPr>
          <w:noProof/>
        </w:rPr>
        <w:lastRenderedPageBreak/>
        <w:drawing>
          <wp:inline distT="0" distB="0" distL="0" distR="0" wp14:anchorId="114FB759" wp14:editId="0056A9AD">
            <wp:extent cx="5943600" cy="3529330"/>
            <wp:effectExtent l="0" t="0" r="0" b="0"/>
            <wp:docPr id="1089229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299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2047" w14:textId="0B0ABF4F" w:rsidR="009F251A" w:rsidRDefault="00293CF4" w:rsidP="00543029">
      <w:pPr>
        <w:ind w:firstLine="0"/>
      </w:pPr>
      <w:r w:rsidRPr="00293CF4">
        <w:rPr>
          <w:noProof/>
        </w:rPr>
        <w:drawing>
          <wp:inline distT="0" distB="0" distL="0" distR="0" wp14:anchorId="3659F7E4" wp14:editId="56245934">
            <wp:extent cx="5943600" cy="3532505"/>
            <wp:effectExtent l="0" t="0" r="0" b="0"/>
            <wp:docPr id="1755430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309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17BA" w14:textId="0BFAC473" w:rsidR="00293CF4" w:rsidRDefault="00F20633" w:rsidP="00543029">
      <w:pPr>
        <w:ind w:firstLine="0"/>
      </w:pPr>
      <w:r w:rsidRPr="00F20633">
        <w:rPr>
          <w:noProof/>
        </w:rPr>
        <w:lastRenderedPageBreak/>
        <w:drawing>
          <wp:inline distT="0" distB="0" distL="0" distR="0" wp14:anchorId="2E4F37C9" wp14:editId="7EE5C0DE">
            <wp:extent cx="5943600" cy="3522980"/>
            <wp:effectExtent l="0" t="0" r="0" b="1270"/>
            <wp:docPr id="672341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412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F3EA" w14:textId="67713805" w:rsidR="00F20633" w:rsidRDefault="00BD2F29" w:rsidP="00543029">
      <w:pPr>
        <w:ind w:firstLine="0"/>
      </w:pPr>
      <w:r w:rsidRPr="00BD2F29">
        <w:rPr>
          <w:noProof/>
        </w:rPr>
        <w:drawing>
          <wp:inline distT="0" distB="0" distL="0" distR="0" wp14:anchorId="7D7F1013" wp14:editId="7447C0AA">
            <wp:extent cx="5943600" cy="3522980"/>
            <wp:effectExtent l="0" t="0" r="0" b="1270"/>
            <wp:docPr id="4419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4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4D68" w14:textId="2A787FEB" w:rsidR="000F1A68" w:rsidRDefault="00A90BED" w:rsidP="00543029">
      <w:pPr>
        <w:ind w:firstLine="0"/>
      </w:pPr>
      <w:r w:rsidRPr="00A90BED">
        <w:rPr>
          <w:noProof/>
        </w:rPr>
        <w:lastRenderedPageBreak/>
        <w:drawing>
          <wp:inline distT="0" distB="0" distL="0" distR="0" wp14:anchorId="6BD03615" wp14:editId="300C1B0D">
            <wp:extent cx="5943600" cy="3529330"/>
            <wp:effectExtent l="0" t="0" r="0" b="0"/>
            <wp:docPr id="285124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245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5066" w14:textId="29614EA9" w:rsidR="00A90BED" w:rsidRDefault="00893158" w:rsidP="00543029">
      <w:pPr>
        <w:ind w:firstLine="0"/>
      </w:pPr>
      <w:r w:rsidRPr="00893158">
        <w:rPr>
          <w:noProof/>
        </w:rPr>
        <w:drawing>
          <wp:inline distT="0" distB="0" distL="0" distR="0" wp14:anchorId="1513626B" wp14:editId="7D5F1B0F">
            <wp:extent cx="5943600" cy="3522980"/>
            <wp:effectExtent l="0" t="0" r="0" b="1270"/>
            <wp:docPr id="1627097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976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573" w14:textId="5E9C9CBF" w:rsidR="00893158" w:rsidRDefault="00802BBB" w:rsidP="00543029">
      <w:pPr>
        <w:ind w:firstLine="0"/>
      </w:pPr>
      <w:r w:rsidRPr="00802BBB">
        <w:rPr>
          <w:noProof/>
        </w:rPr>
        <w:lastRenderedPageBreak/>
        <w:drawing>
          <wp:inline distT="0" distB="0" distL="0" distR="0" wp14:anchorId="393640BA" wp14:editId="5357C978">
            <wp:extent cx="5943600" cy="3522980"/>
            <wp:effectExtent l="0" t="0" r="0" b="1270"/>
            <wp:docPr id="2119198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985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7327" w14:textId="73016C71" w:rsidR="00D82AFB" w:rsidRDefault="005D61BA" w:rsidP="00543029">
      <w:pPr>
        <w:ind w:firstLine="0"/>
      </w:pPr>
      <w:r w:rsidRPr="005D61BA">
        <w:rPr>
          <w:noProof/>
        </w:rPr>
        <w:drawing>
          <wp:inline distT="0" distB="0" distL="0" distR="0" wp14:anchorId="18AA2B41" wp14:editId="64C1547F">
            <wp:extent cx="5943600" cy="3519805"/>
            <wp:effectExtent l="0" t="0" r="0" b="4445"/>
            <wp:docPr id="1876129725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29725" name="Picture 1" descr="A computer screen shot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7D3A" w14:textId="7A92CEA6" w:rsidR="005D61BA" w:rsidRDefault="007E4EF6" w:rsidP="00543029">
      <w:pPr>
        <w:ind w:firstLine="0"/>
      </w:pPr>
      <w:r w:rsidRPr="007E4EF6">
        <w:rPr>
          <w:noProof/>
        </w:rPr>
        <w:lastRenderedPageBreak/>
        <w:drawing>
          <wp:inline distT="0" distB="0" distL="0" distR="0" wp14:anchorId="6D0EAB6A" wp14:editId="729BD44F">
            <wp:extent cx="5943600" cy="3522980"/>
            <wp:effectExtent l="0" t="0" r="0" b="1270"/>
            <wp:docPr id="145438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6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3E1" w14:textId="6C441B8D" w:rsidR="00394D0A" w:rsidRDefault="00394D0A" w:rsidP="00543029">
      <w:pPr>
        <w:ind w:firstLine="0"/>
      </w:pPr>
      <w:r w:rsidRPr="00394D0A">
        <w:rPr>
          <w:noProof/>
        </w:rPr>
        <w:drawing>
          <wp:inline distT="0" distB="0" distL="0" distR="0" wp14:anchorId="0BE1DA1A" wp14:editId="03B70EEF">
            <wp:extent cx="5943600" cy="3522980"/>
            <wp:effectExtent l="0" t="0" r="0" b="1270"/>
            <wp:docPr id="1712462723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62723" name="Picture 1" descr="A computer screen shot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6783" w14:textId="0D5EE9C1" w:rsidR="00394D0A" w:rsidRDefault="000B7F5E" w:rsidP="00543029">
      <w:pPr>
        <w:ind w:firstLine="0"/>
      </w:pPr>
      <w:r w:rsidRPr="000B7F5E">
        <w:rPr>
          <w:noProof/>
        </w:rPr>
        <w:lastRenderedPageBreak/>
        <w:drawing>
          <wp:inline distT="0" distB="0" distL="0" distR="0" wp14:anchorId="0D3A389B" wp14:editId="405873F0">
            <wp:extent cx="5943600" cy="3522980"/>
            <wp:effectExtent l="0" t="0" r="0" b="1270"/>
            <wp:docPr id="985736087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6087" name="Picture 1" descr="A computer screen shot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5247" w14:textId="4087B8E4" w:rsidR="000B7F5E" w:rsidRDefault="00550E0D" w:rsidP="00543029">
      <w:pPr>
        <w:ind w:firstLine="0"/>
      </w:pPr>
      <w:r w:rsidRPr="00550E0D">
        <w:rPr>
          <w:noProof/>
        </w:rPr>
        <w:drawing>
          <wp:inline distT="0" distB="0" distL="0" distR="0" wp14:anchorId="31CCD09B" wp14:editId="7D15D0E4">
            <wp:extent cx="5943600" cy="3529330"/>
            <wp:effectExtent l="0" t="0" r="0" b="0"/>
            <wp:docPr id="70282788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7886" name="Picture 1" descr="A computer screen shot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C26" w14:textId="2C182F52" w:rsidR="00550E0D" w:rsidRDefault="00CD4AD6" w:rsidP="00543029">
      <w:pPr>
        <w:ind w:firstLine="0"/>
      </w:pPr>
      <w:r w:rsidRPr="00CD4AD6">
        <w:rPr>
          <w:noProof/>
        </w:rPr>
        <w:lastRenderedPageBreak/>
        <w:drawing>
          <wp:inline distT="0" distB="0" distL="0" distR="0" wp14:anchorId="36DC1A62" wp14:editId="7DDA8519">
            <wp:extent cx="5943600" cy="3522980"/>
            <wp:effectExtent l="0" t="0" r="0" b="1270"/>
            <wp:docPr id="18573963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6303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9DC7" w14:textId="10A84E60" w:rsidR="00CD4AD6" w:rsidRDefault="00F46252" w:rsidP="00543029">
      <w:pPr>
        <w:ind w:firstLine="0"/>
      </w:pPr>
      <w:r w:rsidRPr="00F46252">
        <w:rPr>
          <w:noProof/>
        </w:rPr>
        <w:drawing>
          <wp:inline distT="0" distB="0" distL="0" distR="0" wp14:anchorId="23D3605D" wp14:editId="74443F01">
            <wp:extent cx="5943600" cy="3532505"/>
            <wp:effectExtent l="0" t="0" r="0" b="0"/>
            <wp:docPr id="2080168673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8673" name="Picture 1" descr="A computer screen shot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F49A" w14:textId="241DB5E0" w:rsidR="00F46252" w:rsidRDefault="0052520B" w:rsidP="00543029">
      <w:pPr>
        <w:ind w:firstLine="0"/>
      </w:pPr>
      <w:r w:rsidRPr="0052520B">
        <w:rPr>
          <w:noProof/>
        </w:rPr>
        <w:lastRenderedPageBreak/>
        <w:drawing>
          <wp:inline distT="0" distB="0" distL="0" distR="0" wp14:anchorId="22D70CBF" wp14:editId="0F4831A0">
            <wp:extent cx="5943600" cy="3522980"/>
            <wp:effectExtent l="0" t="0" r="0" b="1270"/>
            <wp:docPr id="7829698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69888" name="Picture 1" descr="A computer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C8BF" w14:textId="3B20F732" w:rsidR="0052520B" w:rsidRDefault="00AD318D" w:rsidP="00543029">
      <w:pPr>
        <w:ind w:firstLine="0"/>
      </w:pPr>
      <w:r w:rsidRPr="00AD318D">
        <w:rPr>
          <w:noProof/>
        </w:rPr>
        <w:drawing>
          <wp:inline distT="0" distB="0" distL="0" distR="0" wp14:anchorId="7AB80B48" wp14:editId="1C7107F1">
            <wp:extent cx="5943600" cy="3529330"/>
            <wp:effectExtent l="0" t="0" r="0" b="0"/>
            <wp:docPr id="988548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480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CDD6" w14:textId="54F3ECB8" w:rsidR="00AD318D" w:rsidRDefault="00AC0102" w:rsidP="00543029">
      <w:pPr>
        <w:ind w:firstLine="0"/>
      </w:pPr>
      <w:r w:rsidRPr="00AC0102">
        <w:rPr>
          <w:noProof/>
        </w:rPr>
        <w:lastRenderedPageBreak/>
        <w:drawing>
          <wp:inline distT="0" distB="0" distL="0" distR="0" wp14:anchorId="2CCD2577" wp14:editId="7028B0B9">
            <wp:extent cx="5943600" cy="3535045"/>
            <wp:effectExtent l="0" t="0" r="0" b="8255"/>
            <wp:docPr id="57893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38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760" w14:textId="2A56AAD8" w:rsidR="00AC0102" w:rsidRDefault="00501C84" w:rsidP="00543029">
      <w:pPr>
        <w:ind w:firstLine="0"/>
      </w:pPr>
      <w:r w:rsidRPr="00501C84">
        <w:rPr>
          <w:noProof/>
        </w:rPr>
        <w:drawing>
          <wp:inline distT="0" distB="0" distL="0" distR="0" wp14:anchorId="59E4EBFF" wp14:editId="0C59C2CB">
            <wp:extent cx="5943600" cy="3532505"/>
            <wp:effectExtent l="0" t="0" r="0" b="0"/>
            <wp:docPr id="1343304828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4828" name="Picture 1" descr="A computer screen shot of a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B65A" w14:textId="6EF78ED2" w:rsidR="00501C84" w:rsidRDefault="00CD75B2" w:rsidP="00543029">
      <w:pPr>
        <w:ind w:firstLine="0"/>
      </w:pPr>
      <w:r w:rsidRPr="00CD75B2">
        <w:rPr>
          <w:noProof/>
        </w:rPr>
        <w:lastRenderedPageBreak/>
        <w:drawing>
          <wp:inline distT="0" distB="0" distL="0" distR="0" wp14:anchorId="2A2EF445" wp14:editId="51B9B29E">
            <wp:extent cx="5943600" cy="3529330"/>
            <wp:effectExtent l="0" t="0" r="0" b="0"/>
            <wp:docPr id="11866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6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5F65" w14:textId="2F5DFD99" w:rsidR="00CD75B2" w:rsidRDefault="00F1258C" w:rsidP="00543029">
      <w:pPr>
        <w:ind w:firstLine="0"/>
      </w:pPr>
      <w:r w:rsidRPr="00F1258C">
        <w:rPr>
          <w:noProof/>
        </w:rPr>
        <w:drawing>
          <wp:inline distT="0" distB="0" distL="0" distR="0" wp14:anchorId="43D69EE3" wp14:editId="3810EE87">
            <wp:extent cx="5943600" cy="3522980"/>
            <wp:effectExtent l="0" t="0" r="0" b="1270"/>
            <wp:docPr id="2122120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07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EA6" w14:textId="2AAF9A59" w:rsidR="00F1258C" w:rsidRDefault="00775A97" w:rsidP="00543029">
      <w:pPr>
        <w:ind w:firstLine="0"/>
      </w:pPr>
      <w:r w:rsidRPr="00775A97">
        <w:rPr>
          <w:noProof/>
        </w:rPr>
        <w:lastRenderedPageBreak/>
        <w:drawing>
          <wp:inline distT="0" distB="0" distL="0" distR="0" wp14:anchorId="2DC10FAA" wp14:editId="46111C7A">
            <wp:extent cx="5943600" cy="3522980"/>
            <wp:effectExtent l="0" t="0" r="0" b="1270"/>
            <wp:docPr id="189398403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84030" name="Picture 1" descr="A computer screen shot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77C3" w14:textId="01F25AF0" w:rsidR="00B2241D" w:rsidRDefault="00B2241D" w:rsidP="00543029">
      <w:pPr>
        <w:ind w:firstLine="0"/>
      </w:pPr>
      <w:r w:rsidRPr="00B2241D">
        <w:rPr>
          <w:noProof/>
        </w:rPr>
        <w:drawing>
          <wp:inline distT="0" distB="0" distL="0" distR="0" wp14:anchorId="49975E89" wp14:editId="59956025">
            <wp:extent cx="5943600" cy="3532505"/>
            <wp:effectExtent l="0" t="0" r="0" b="0"/>
            <wp:docPr id="177795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5498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3EFD" w14:textId="77777777" w:rsidR="00B2241D" w:rsidRDefault="00B2241D" w:rsidP="00543029">
      <w:pPr>
        <w:ind w:firstLine="0"/>
      </w:pPr>
    </w:p>
    <w:p w14:paraId="1F49B865" w14:textId="77777777" w:rsidR="00775A97" w:rsidRPr="00B50B88" w:rsidRDefault="00775A97" w:rsidP="00543029">
      <w:pPr>
        <w:ind w:firstLine="0"/>
      </w:pPr>
    </w:p>
    <w:sectPr w:rsidR="00775A97" w:rsidRPr="00B50B88" w:rsidSect="00AC2FF0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FBC1A" w14:textId="77777777" w:rsidR="00AC2FF0" w:rsidRDefault="00AC2FF0">
      <w:pPr>
        <w:spacing w:line="240" w:lineRule="auto"/>
      </w:pPr>
      <w:r>
        <w:separator/>
      </w:r>
    </w:p>
    <w:p w14:paraId="25800AC3" w14:textId="77777777" w:rsidR="00AC2FF0" w:rsidRDefault="00AC2FF0"/>
  </w:endnote>
  <w:endnote w:type="continuationSeparator" w:id="0">
    <w:p w14:paraId="243C68F5" w14:textId="77777777" w:rsidR="00AC2FF0" w:rsidRDefault="00AC2FF0">
      <w:pPr>
        <w:spacing w:line="240" w:lineRule="auto"/>
      </w:pPr>
      <w:r>
        <w:continuationSeparator/>
      </w:r>
    </w:p>
    <w:p w14:paraId="3C934A9B" w14:textId="77777777" w:rsidR="00AC2FF0" w:rsidRDefault="00AC2FF0"/>
  </w:endnote>
  <w:endnote w:type="continuationNotice" w:id="1">
    <w:p w14:paraId="66C0ACE0" w14:textId="77777777" w:rsidR="00AC2FF0" w:rsidRDefault="00AC2FF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BCC47" w14:textId="77777777" w:rsidR="002F3AE9" w:rsidRDefault="002F3AE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F99DE" w14:textId="77777777" w:rsidR="0D6E5604" w:rsidRPr="002F3AE9" w:rsidRDefault="0D6E5604" w:rsidP="002F3AE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8E1C2" w14:textId="77777777" w:rsidR="3E192C66" w:rsidRPr="002F3AE9" w:rsidRDefault="3E192C66" w:rsidP="002F3A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B753F" w14:textId="77777777" w:rsidR="00AC2FF0" w:rsidRDefault="00AC2FF0">
      <w:pPr>
        <w:spacing w:line="240" w:lineRule="auto"/>
      </w:pPr>
      <w:r>
        <w:separator/>
      </w:r>
    </w:p>
    <w:p w14:paraId="6F5DD64A" w14:textId="77777777" w:rsidR="00AC2FF0" w:rsidRDefault="00AC2FF0"/>
  </w:footnote>
  <w:footnote w:type="continuationSeparator" w:id="0">
    <w:p w14:paraId="64702692" w14:textId="77777777" w:rsidR="00AC2FF0" w:rsidRDefault="00AC2FF0">
      <w:pPr>
        <w:spacing w:line="240" w:lineRule="auto"/>
      </w:pPr>
      <w:r>
        <w:continuationSeparator/>
      </w:r>
    </w:p>
    <w:p w14:paraId="3D8492C5" w14:textId="77777777" w:rsidR="00AC2FF0" w:rsidRDefault="00AC2FF0"/>
  </w:footnote>
  <w:footnote w:type="continuationNotice" w:id="1">
    <w:p w14:paraId="318CFBED" w14:textId="77777777" w:rsidR="00AC2FF0" w:rsidRDefault="00AC2FF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088F3" w14:textId="77777777" w:rsidR="002F3AE9" w:rsidRDefault="002F3AE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1758E" w14:textId="77777777" w:rsidR="0D6E5604" w:rsidRPr="002F3AE9" w:rsidRDefault="0D6E5604" w:rsidP="002F3AE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46A96" w14:textId="77777777" w:rsidR="3E192C66" w:rsidRPr="002F3AE9" w:rsidRDefault="3E192C66" w:rsidP="002F3A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num w:numId="1" w16cid:durableId="1583753049">
    <w:abstractNumId w:val="9"/>
  </w:num>
  <w:num w:numId="2" w16cid:durableId="1672021673">
    <w:abstractNumId w:val="7"/>
  </w:num>
  <w:num w:numId="3" w16cid:durableId="1661418664">
    <w:abstractNumId w:val="6"/>
  </w:num>
  <w:num w:numId="4" w16cid:durableId="28338585">
    <w:abstractNumId w:val="5"/>
  </w:num>
  <w:num w:numId="5" w16cid:durableId="10451996">
    <w:abstractNumId w:val="4"/>
  </w:num>
  <w:num w:numId="6" w16cid:durableId="1118185191">
    <w:abstractNumId w:val="8"/>
  </w:num>
  <w:num w:numId="7" w16cid:durableId="944580785">
    <w:abstractNumId w:val="3"/>
  </w:num>
  <w:num w:numId="8" w16cid:durableId="1728843970">
    <w:abstractNumId w:val="2"/>
  </w:num>
  <w:num w:numId="9" w16cid:durableId="261961369">
    <w:abstractNumId w:val="1"/>
  </w:num>
  <w:num w:numId="10" w16cid:durableId="940600249">
    <w:abstractNumId w:val="0"/>
  </w:num>
  <w:num w:numId="11" w16cid:durableId="1773084239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F31"/>
    <w:rsid w:val="00000763"/>
    <w:rsid w:val="00021A3C"/>
    <w:rsid w:val="00021AB7"/>
    <w:rsid w:val="00023AFE"/>
    <w:rsid w:val="000643A8"/>
    <w:rsid w:val="000A3D9B"/>
    <w:rsid w:val="000B7F5E"/>
    <w:rsid w:val="000D4642"/>
    <w:rsid w:val="000D539D"/>
    <w:rsid w:val="000F02AF"/>
    <w:rsid w:val="000F1A68"/>
    <w:rsid w:val="00116273"/>
    <w:rsid w:val="0013604A"/>
    <w:rsid w:val="00160D5C"/>
    <w:rsid w:val="001B5068"/>
    <w:rsid w:val="002013E0"/>
    <w:rsid w:val="00220DBE"/>
    <w:rsid w:val="00222058"/>
    <w:rsid w:val="00230543"/>
    <w:rsid w:val="00231313"/>
    <w:rsid w:val="00271F19"/>
    <w:rsid w:val="002742C6"/>
    <w:rsid w:val="00293CF4"/>
    <w:rsid w:val="002A1188"/>
    <w:rsid w:val="002B31D9"/>
    <w:rsid w:val="002B3933"/>
    <w:rsid w:val="002B4AA8"/>
    <w:rsid w:val="002B5FE0"/>
    <w:rsid w:val="002C79E6"/>
    <w:rsid w:val="002F3AE9"/>
    <w:rsid w:val="00324B87"/>
    <w:rsid w:val="00333B90"/>
    <w:rsid w:val="00342E4F"/>
    <w:rsid w:val="00346E69"/>
    <w:rsid w:val="00355FFA"/>
    <w:rsid w:val="003654CE"/>
    <w:rsid w:val="00366F79"/>
    <w:rsid w:val="003804CC"/>
    <w:rsid w:val="00394D0A"/>
    <w:rsid w:val="003B5ECA"/>
    <w:rsid w:val="003C702D"/>
    <w:rsid w:val="003C73AD"/>
    <w:rsid w:val="003F280A"/>
    <w:rsid w:val="003F7D68"/>
    <w:rsid w:val="004342F9"/>
    <w:rsid w:val="0045318F"/>
    <w:rsid w:val="00473FE9"/>
    <w:rsid w:val="00491533"/>
    <w:rsid w:val="004A76B4"/>
    <w:rsid w:val="004D6C4C"/>
    <w:rsid w:val="00501A40"/>
    <w:rsid w:val="00501C84"/>
    <w:rsid w:val="005169BB"/>
    <w:rsid w:val="005236ED"/>
    <w:rsid w:val="0052520B"/>
    <w:rsid w:val="00543029"/>
    <w:rsid w:val="005461A4"/>
    <w:rsid w:val="00550E0D"/>
    <w:rsid w:val="00576F20"/>
    <w:rsid w:val="00584682"/>
    <w:rsid w:val="005C199E"/>
    <w:rsid w:val="005D61BA"/>
    <w:rsid w:val="005F0AFD"/>
    <w:rsid w:val="005F51B9"/>
    <w:rsid w:val="00621A9F"/>
    <w:rsid w:val="00633420"/>
    <w:rsid w:val="006359FF"/>
    <w:rsid w:val="00664C1A"/>
    <w:rsid w:val="006B58F3"/>
    <w:rsid w:val="006E17F5"/>
    <w:rsid w:val="006F01F3"/>
    <w:rsid w:val="006F20FC"/>
    <w:rsid w:val="006F76B6"/>
    <w:rsid w:val="00706875"/>
    <w:rsid w:val="007174E2"/>
    <w:rsid w:val="00722653"/>
    <w:rsid w:val="007273FB"/>
    <w:rsid w:val="00735F03"/>
    <w:rsid w:val="00755648"/>
    <w:rsid w:val="00775A97"/>
    <w:rsid w:val="00777899"/>
    <w:rsid w:val="00784289"/>
    <w:rsid w:val="007E28D6"/>
    <w:rsid w:val="007E4EF6"/>
    <w:rsid w:val="00802BBB"/>
    <w:rsid w:val="00820E36"/>
    <w:rsid w:val="00833593"/>
    <w:rsid w:val="008463C7"/>
    <w:rsid w:val="00870737"/>
    <w:rsid w:val="008738BB"/>
    <w:rsid w:val="0087407D"/>
    <w:rsid w:val="00886620"/>
    <w:rsid w:val="00893158"/>
    <w:rsid w:val="008E1428"/>
    <w:rsid w:val="008F6C2B"/>
    <w:rsid w:val="009175CD"/>
    <w:rsid w:val="00922EF4"/>
    <w:rsid w:val="009232F3"/>
    <w:rsid w:val="00941642"/>
    <w:rsid w:val="00942F6D"/>
    <w:rsid w:val="00947DAB"/>
    <w:rsid w:val="00950F95"/>
    <w:rsid w:val="00953709"/>
    <w:rsid w:val="00973E25"/>
    <w:rsid w:val="009971A4"/>
    <w:rsid w:val="009A6E45"/>
    <w:rsid w:val="009B02AA"/>
    <w:rsid w:val="009E5E02"/>
    <w:rsid w:val="009F0787"/>
    <w:rsid w:val="009F251A"/>
    <w:rsid w:val="00A12E8F"/>
    <w:rsid w:val="00A22A9D"/>
    <w:rsid w:val="00A26148"/>
    <w:rsid w:val="00A30F90"/>
    <w:rsid w:val="00A417C1"/>
    <w:rsid w:val="00A43E4A"/>
    <w:rsid w:val="00A57CB9"/>
    <w:rsid w:val="00A661F9"/>
    <w:rsid w:val="00A709FD"/>
    <w:rsid w:val="00A90520"/>
    <w:rsid w:val="00A90688"/>
    <w:rsid w:val="00A90BED"/>
    <w:rsid w:val="00AA1DBD"/>
    <w:rsid w:val="00AB101C"/>
    <w:rsid w:val="00AC0102"/>
    <w:rsid w:val="00AC2FF0"/>
    <w:rsid w:val="00AC75D9"/>
    <w:rsid w:val="00AD318D"/>
    <w:rsid w:val="00AE0F7E"/>
    <w:rsid w:val="00B2241D"/>
    <w:rsid w:val="00B50B88"/>
    <w:rsid w:val="00B56241"/>
    <w:rsid w:val="00B7664D"/>
    <w:rsid w:val="00B863FB"/>
    <w:rsid w:val="00B86440"/>
    <w:rsid w:val="00BB2D6F"/>
    <w:rsid w:val="00BC0006"/>
    <w:rsid w:val="00BC4CC1"/>
    <w:rsid w:val="00BD2F29"/>
    <w:rsid w:val="00BD4110"/>
    <w:rsid w:val="00BD5731"/>
    <w:rsid w:val="00BD6627"/>
    <w:rsid w:val="00BF24F4"/>
    <w:rsid w:val="00C00F8F"/>
    <w:rsid w:val="00C03068"/>
    <w:rsid w:val="00C06199"/>
    <w:rsid w:val="00C31ADC"/>
    <w:rsid w:val="00C41CB9"/>
    <w:rsid w:val="00C50F9E"/>
    <w:rsid w:val="00C82951"/>
    <w:rsid w:val="00CD4AD6"/>
    <w:rsid w:val="00CD75B2"/>
    <w:rsid w:val="00D25613"/>
    <w:rsid w:val="00D33F8C"/>
    <w:rsid w:val="00D47585"/>
    <w:rsid w:val="00D5684B"/>
    <w:rsid w:val="00D620FD"/>
    <w:rsid w:val="00D753FE"/>
    <w:rsid w:val="00D82AFB"/>
    <w:rsid w:val="00D82F31"/>
    <w:rsid w:val="00D91044"/>
    <w:rsid w:val="00DB48D1"/>
    <w:rsid w:val="00DD44BB"/>
    <w:rsid w:val="00E24870"/>
    <w:rsid w:val="00E65B4E"/>
    <w:rsid w:val="00E67454"/>
    <w:rsid w:val="00E76195"/>
    <w:rsid w:val="00E94204"/>
    <w:rsid w:val="00E954A7"/>
    <w:rsid w:val="00EA441E"/>
    <w:rsid w:val="00EA4597"/>
    <w:rsid w:val="00EB21FA"/>
    <w:rsid w:val="00ED14B3"/>
    <w:rsid w:val="00EF55C5"/>
    <w:rsid w:val="00F1258C"/>
    <w:rsid w:val="00F16AEC"/>
    <w:rsid w:val="00F20633"/>
    <w:rsid w:val="00F46252"/>
    <w:rsid w:val="00F5318C"/>
    <w:rsid w:val="00F61CF6"/>
    <w:rsid w:val="00F6242A"/>
    <w:rsid w:val="00F71906"/>
    <w:rsid w:val="00FA2314"/>
    <w:rsid w:val="00FA25FF"/>
    <w:rsid w:val="00FD0666"/>
    <w:rsid w:val="00FE623A"/>
    <w:rsid w:val="00FF55EC"/>
    <w:rsid w:val="014CA2B6"/>
    <w:rsid w:val="0D6E5604"/>
    <w:rsid w:val="1C0665C1"/>
    <w:rsid w:val="1E84F322"/>
    <w:rsid w:val="201D26C8"/>
    <w:rsid w:val="212F006F"/>
    <w:rsid w:val="2CCDFC8D"/>
    <w:rsid w:val="3236C9DF"/>
    <w:rsid w:val="3660B96E"/>
    <w:rsid w:val="3D0A9892"/>
    <w:rsid w:val="3E192C66"/>
    <w:rsid w:val="3FD79D39"/>
    <w:rsid w:val="4A446072"/>
    <w:rsid w:val="52694629"/>
    <w:rsid w:val="593F41A5"/>
    <w:rsid w:val="5A1CFD60"/>
    <w:rsid w:val="5D68E123"/>
    <w:rsid w:val="6451CACF"/>
    <w:rsid w:val="67AE9998"/>
    <w:rsid w:val="689E33FC"/>
    <w:rsid w:val="68E35553"/>
    <w:rsid w:val="6A36C4BF"/>
    <w:rsid w:val="7050BCB6"/>
    <w:rsid w:val="7CCA2D81"/>
    <w:rsid w:val="7F11E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10F10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3FB"/>
    <w:rPr>
      <w:sz w:val="22"/>
    </w:rPr>
  </w:style>
  <w:style w:type="paragraph" w:styleId="Heading1">
    <w:name w:val="heading 1"/>
    <w:basedOn w:val="Normal"/>
    <w:next w:val="Normal"/>
    <w:link w:val="Heading1Char"/>
    <w:uiPriority w:val="3"/>
    <w:qFormat/>
    <w:rsid w:val="002C79E6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3"/>
    <w:unhideWhenUsed/>
    <w:qFormat/>
    <w:rsid w:val="00C00F8F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3"/>
    <w:unhideWhenUsed/>
    <w:qFormat/>
    <w:rsid w:val="00C00F8F"/>
    <w:pPr>
      <w:keepNext/>
      <w:keepLines/>
      <w:ind w:firstLine="0"/>
      <w:outlineLvl w:val="2"/>
    </w:pPr>
    <w:rPr>
      <w:rFonts w:asciiTheme="majorHAnsi" w:eastAsiaTheme="majorEastAsia" w:hAnsiTheme="majorHAnsi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3"/>
    <w:unhideWhenUsed/>
    <w:qFormat/>
    <w:rsid w:val="00664C1A"/>
    <w:pPr>
      <w:keepNext/>
      <w:keepLines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rsid w:val="00664C1A"/>
    <w:pPr>
      <w:keepNext/>
      <w:keepLines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15"/>
    <w:qFormat/>
    <w:rsid w:val="002C79E6"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  <w:b/>
      <w:color w:val="auto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rsid w:val="00B863FB"/>
    <w:pPr>
      <w:ind w:firstLine="0"/>
    </w:pPr>
    <w:rPr>
      <w:sz w:val="22"/>
    </w:rPr>
  </w:style>
  <w:style w:type="character" w:customStyle="1" w:styleId="Heading1Char">
    <w:name w:val="Heading 1 Char"/>
    <w:basedOn w:val="DefaultParagraphFont"/>
    <w:link w:val="Heading1"/>
    <w:uiPriority w:val="3"/>
    <w:rsid w:val="002C79E6"/>
    <w:rPr>
      <w:rFonts w:asciiTheme="majorHAnsi" w:eastAsiaTheme="majorEastAsia" w:hAnsiTheme="majorHAnsi" w:cstheme="majorBidi"/>
      <w:b/>
      <w:bCs/>
      <w:sz w:val="22"/>
    </w:rPr>
  </w:style>
  <w:style w:type="character" w:customStyle="1" w:styleId="Heading2Char">
    <w:name w:val="Heading 2 Char"/>
    <w:basedOn w:val="DefaultParagraphFont"/>
    <w:link w:val="Heading2"/>
    <w:uiPriority w:val="3"/>
    <w:rsid w:val="00C00F8F"/>
    <w:rPr>
      <w:rFonts w:asciiTheme="majorHAnsi" w:eastAsiaTheme="majorEastAsia" w:hAnsiTheme="majorHAnsi" w:cstheme="majorBidi"/>
      <w:b/>
      <w:bCs/>
      <w:sz w:val="22"/>
    </w:rPr>
  </w:style>
  <w:style w:type="paragraph" w:styleId="Title">
    <w:name w:val="Title"/>
    <w:basedOn w:val="Normal"/>
    <w:next w:val="Normal"/>
    <w:link w:val="TitleChar"/>
    <w:uiPriority w:val="16"/>
    <w:qFormat/>
    <w:rsid w:val="00B863FB"/>
    <w:pPr>
      <w:ind w:firstLine="0"/>
      <w:contextualSpacing/>
      <w:jc w:val="center"/>
    </w:pPr>
    <w:rPr>
      <w:rFonts w:asciiTheme="majorHAnsi" w:eastAsiaTheme="majorEastAsia" w:hAnsiTheme="majorHAnsi" w:cstheme="majorBidi"/>
      <w:b/>
    </w:rPr>
  </w:style>
  <w:style w:type="character" w:customStyle="1" w:styleId="TitleChar">
    <w:name w:val="Title Char"/>
    <w:basedOn w:val="DefaultParagraphFont"/>
    <w:link w:val="Title"/>
    <w:uiPriority w:val="16"/>
    <w:rsid w:val="00B863FB"/>
    <w:rPr>
      <w:rFonts w:asciiTheme="majorHAnsi" w:eastAsiaTheme="majorEastAsia" w:hAnsiTheme="majorHAnsi" w:cstheme="majorBidi"/>
      <w:b/>
      <w:sz w:val="22"/>
    </w:rPr>
  </w:style>
  <w:style w:type="character" w:styleId="Emphasis">
    <w:name w:val="Emphasis"/>
    <w:basedOn w:val="DefaultParagraphFont"/>
    <w:uiPriority w:val="3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3"/>
    <w:rsid w:val="00C00F8F"/>
    <w:rPr>
      <w:rFonts w:asciiTheme="majorHAnsi" w:eastAsiaTheme="majorEastAsia" w:hAnsiTheme="majorHAnsi" w:cstheme="majorBidi"/>
      <w:b/>
      <w:bCs/>
      <w:i/>
      <w:sz w:val="22"/>
    </w:rPr>
  </w:style>
  <w:style w:type="character" w:customStyle="1" w:styleId="Heading4Char">
    <w:name w:val="Heading 4 Char"/>
    <w:basedOn w:val="DefaultParagraphFont"/>
    <w:link w:val="Heading4"/>
    <w:uiPriority w:val="3"/>
    <w:rsid w:val="00664C1A"/>
    <w:rPr>
      <w:rFonts w:asciiTheme="majorHAnsi" w:eastAsiaTheme="majorEastAsia" w:hAnsiTheme="majorHAnsi" w:cstheme="majorBidi"/>
      <w:b/>
      <w:bCs/>
      <w:iCs/>
      <w:sz w:val="22"/>
    </w:rPr>
  </w:style>
  <w:style w:type="character" w:customStyle="1" w:styleId="Heading5Char">
    <w:name w:val="Heading 5 Char"/>
    <w:basedOn w:val="DefaultParagraphFont"/>
    <w:link w:val="Heading5"/>
    <w:uiPriority w:val="3"/>
    <w:rsid w:val="00664C1A"/>
    <w:rPr>
      <w:rFonts w:asciiTheme="majorHAnsi" w:eastAsiaTheme="majorEastAsia" w:hAnsiTheme="majorHAnsi" w:cstheme="majorBidi"/>
      <w:b/>
      <w:i/>
      <w:iCs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rsid w:val="000D4642"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664C1A"/>
    <w:pPr>
      <w:ind w:left="720" w:firstLine="0"/>
    </w:pPr>
    <w:rPr>
      <w:iCs/>
      <w:color w:val="auto"/>
    </w:rPr>
  </w:style>
  <w:style w:type="character" w:customStyle="1" w:styleId="QuoteChar">
    <w:name w:val="Quote Char"/>
    <w:basedOn w:val="DefaultParagraphFont"/>
    <w:link w:val="Quote"/>
    <w:uiPriority w:val="29"/>
    <w:rsid w:val="00664C1A"/>
    <w:rPr>
      <w:iCs/>
      <w:color w:val="auto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86440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8"/>
    <w:qFormat/>
    <w:rsid w:val="00B863FB"/>
    <w:pPr>
      <w:ind w:firstLine="0"/>
      <w:jc w:val="center"/>
    </w:pPr>
    <w:rPr>
      <w:rFonts w:eastAsia="Calibri" w:cs="Calibri"/>
      <w:szCs w:val="22"/>
    </w:rPr>
  </w:style>
  <w:style w:type="character" w:customStyle="1" w:styleId="SubtitleChar">
    <w:name w:val="Subtitle Char"/>
    <w:basedOn w:val="DefaultParagraphFont"/>
    <w:link w:val="Subtitle"/>
    <w:uiPriority w:val="18"/>
    <w:rsid w:val="00B863FB"/>
    <w:rPr>
      <w:rFonts w:eastAsia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47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trin\AppData\Roaming\Microsoft\Templates\Student%20APA%20Style%20paper%207th%20editio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26702A642594622804F5F181FA26F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4BFB53-F081-4FD3-B14E-1CE079CDC0DA}"/>
      </w:docPartPr>
      <w:docPartBody>
        <w:p w:rsidR="00DA1CF9" w:rsidRDefault="00DA1CF9">
          <w:pPr>
            <w:pStyle w:val="A26702A642594622804F5F181FA26FEE"/>
          </w:pPr>
          <w:r w:rsidRPr="3236C9DF">
            <w:t>Course Number</w:t>
          </w:r>
          <w:r>
            <w:t>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CF9"/>
    <w:rsid w:val="000109DB"/>
    <w:rsid w:val="008653E7"/>
    <w:rsid w:val="00DA1CF9"/>
    <w:rsid w:val="00E12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3"/>
    <w:unhideWhenUsed/>
    <w:qFormat/>
    <w:pPr>
      <w:keepNext/>
      <w:keepLines/>
      <w:spacing w:after="0"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kern w:val="0"/>
      <w:szCs w:val="24"/>
      <w:lang w:eastAsia="ja-JP"/>
      <w14:ligatures w14:val="none"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pPr>
      <w:keepNext/>
      <w:keepLines/>
      <w:spacing w:after="0" w:line="480" w:lineRule="auto"/>
      <w:ind w:firstLine="720"/>
      <w:outlineLvl w:val="4"/>
    </w:pPr>
    <w:rPr>
      <w:rFonts w:asciiTheme="majorHAnsi" w:eastAsiaTheme="majorEastAsia" w:hAnsiTheme="majorHAnsi" w:cstheme="majorBidi"/>
      <w:b/>
      <w:i/>
      <w:iCs/>
      <w:color w:val="000000" w:themeColor="text1"/>
      <w:kern w:val="0"/>
      <w:szCs w:val="24"/>
      <w:lang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26702A642594622804F5F181FA26FEE">
    <w:name w:val="A26702A642594622804F5F181FA26FEE"/>
  </w:style>
  <w:style w:type="character" w:customStyle="1" w:styleId="Heading4Char">
    <w:name w:val="Heading 4 Char"/>
    <w:basedOn w:val="DefaultParagraphFont"/>
    <w:link w:val="Heading4"/>
    <w:uiPriority w:val="3"/>
    <w:rPr>
      <w:rFonts w:asciiTheme="majorHAnsi" w:eastAsiaTheme="majorEastAsia" w:hAnsiTheme="majorHAnsi" w:cstheme="majorBidi"/>
      <w:b/>
      <w:bCs/>
      <w:iCs/>
      <w:color w:val="000000" w:themeColor="text1"/>
      <w:kern w:val="0"/>
      <w:szCs w:val="24"/>
      <w:lang w:eastAsia="ja-JP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3"/>
    <w:rPr>
      <w:rFonts w:asciiTheme="majorHAnsi" w:eastAsiaTheme="majorEastAsia" w:hAnsiTheme="majorHAnsi" w:cstheme="majorBidi"/>
      <w:b/>
      <w:i/>
      <w:iCs/>
      <w:color w:val="000000" w:themeColor="text1"/>
      <w:kern w:val="0"/>
      <w:szCs w:val="24"/>
      <w:lang w:eastAsia="ja-JP"/>
      <w14:ligatures w14:val="none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758F74-CB61-4D5F-B003-A3FA896AF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DCF06E-81A5-4D29-A946-976E3F20FF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676608B1-A148-495A-80CE-F0BD5CC963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APA Style paper 7th edition</Template>
  <TotalTime>0</TotalTime>
  <Pages>17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2024-02-18T20:23:00Z</dcterms:created>
  <dcterms:modified xsi:type="dcterms:W3CDTF">2024-02-18T22:20:00Z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